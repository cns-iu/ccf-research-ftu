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Glomeruli Detection using Transfer Learning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(For Windows users)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Install tensor and all other dependencies: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pip install pillow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pip install lxml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pip install jupyter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pip install matplotlib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0"/>
        </w:sdtPr>
        <w:sdtContent>
          <w:commentRangeStart w:id="0"/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pip install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tensorflow==1.15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Git Bash, check the current directory with “pwd”. If this is where you would like to clone the repository. I created a folder C:/Users/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your-username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/tensorflow. Then use the following to clone on command prompt: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81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81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git clone </w:t>
      </w:r>
      <w:hyperlink r:id="rId9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https://github.com/tensorflow/models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(for tensor flow version 1.15, but other version 1.x are also compatible)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81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object detection , we need to install several object detection api’s available in tensor flow like:</w:t>
      </w:r>
      <w:hyperlink r:id="rId10">
        <w:r w:rsidDel="00000000" w:rsidR="00000000" w:rsidRPr="00000000">
          <w:rPr>
            <w:color w:val="0563c1"/>
            <w:sz w:val="24"/>
            <w:szCs w:val="24"/>
            <w:u w:val="single"/>
            <w:rtl w:val="0"/>
          </w:rPr>
          <w:t xml:space="preserve">https://github.com/cocodataset/cocoapi.git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coco api use the following command 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git clone </w:t>
      </w:r>
      <w:hyperlink r:id="rId11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https://github.com/cocodataset/cocoapi.git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proto buff from the link </w:t>
      </w:r>
      <w:hyperlink r:id="rId12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https://github.com/protocolbuffers/protobuf/releases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protoc-3.11.4-win64.zip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Place the extracted files from zip folder in ../Tensorflow/models/research/object_detection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../Tensorflow/models/research and run following command prompt folder 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"../Tensorflow/models/research/object_detection/bin/protoc.exe" object_detection/protos/*.proto --python_out=.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../Tensorflow/models/research/object_detection/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object_detection_tutorial.ipynb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run it to see whether object detection model is working or not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labeller for glomeruli detection using the link </w:t>
      </w:r>
      <w:hyperlink r:id="rId13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https://tzutalin.github.io/labelImg/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It is the GUI version.</w:t>
        <w:br w:type="textWrapping"/>
        <w:t xml:space="preserve">For python version, you can visit </w:t>
      </w:r>
      <w:hyperlink r:id="rId14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https://github.com/tzutalin/labelImg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the directory containing cell images using labelImg.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directory containing the images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RectBox over the glomeruli by dragging over the region.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Set the label as ‘Glomeruli’.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save to set save the annotations in an XML file.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folder(images) containing test and train images in ../Tensorflow/models/research/object_detection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 the images in the folder ../Tensorflow/models/research/object_detection/images/train_images</w:t>
        <w:br w:type="textWrapping"/>
        <w:t xml:space="preserve">../Tensorflow/models/research/object_detection/images/test_images</w:t>
        <w:br w:type="textWrapping"/>
        <w:t xml:space="preserve">Keep some of the images (.jpg) on test_images folder as well which you want to test your model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Keep the .jpg in the same folder as .xml file.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Run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xml_to_csv.py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 from the folder ../Tensorflow/models/research/object_detection</w:t>
        <w:br w:type="textWrapping"/>
        <w:t xml:space="preserve">(file provided. Might need to change the directory in the file)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Run generate_tfrecord.py from the folder ../Tensorflow/models/research/object_detection</w:t>
        <w:br w:type="textWrapping"/>
        <w:t xml:space="preserve">(file provided. Might need to change the directory in the file)</w:t>
        <w:br w:type="textWrapping"/>
        <w:br w:type="textWrapping"/>
        <w:t xml:space="preserve">Command for train files:</w:t>
        <w:br w:type="textWrapping"/>
        <w:t xml:space="preserve">python generate_tfrecord.py --csv_input=images\train_labels.csv --image_dir=images\train --output_path=train.record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Command for </w:t>
      </w:r>
      <w:sdt>
        <w:sdtPr>
          <w:tag w:val="goog_rdk_1"/>
        </w:sdtPr>
        <w:sdtContent>
          <w:ins w:author="Leah Scherschel" w:id="0" w:date="2020-07-01T20:01:31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</w:t>
            </w:r>
          </w:ins>
        </w:sdtContent>
      </w:sdt>
      <w:sdt>
        <w:sdtPr>
          <w:tag w:val="goog_rdk_2"/>
        </w:sdtPr>
        <w:sdtContent>
          <w:del w:author="Leah Scherschel" w:id="0" w:date="2020-07-01T20:01:31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train </w:delText>
            </w:r>
          </w:del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files:</w:t>
        <w:br w:type="textWrapping"/>
        <w:t xml:space="preserve">python generate_tfrecord.py --csv_input=images\test_labels.csv --image_dir=images\test --output_path=test.record</w:t>
        <w:br w:type="textWrapping"/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folder ‘training’ in the object_detection folder with the following two files. Labelmap and </w:t>
      </w:r>
      <w:hyperlink r:id="rId24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faster_rcnn_inception_v2_pets.config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(Files provided)</w:t>
        <w:br w:type="textWrapping"/>
        <w:t xml:space="preserve">These files are a custom label map for Glomeruli and a training configuration file. ()</w:t>
        <w:br w:type="textWrapping"/>
        <w:t xml:space="preserve">Note: Edit the location of the folders in the respective places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following link:</w:t>
        <w:br w:type="textWrapping"/>
      </w:r>
      <w:hyperlink r:id="rId26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https://github.com/tensorflow/models/blob/master/research/object_detection/g3doc/detection_model_zoo.md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download the following file : faster_rcnn_inception_v2_coco.</w:t>
        <w:br w:type="textWrapping"/>
        <w:t xml:space="preserve">and keep it in the object_detection folder after extracting it. </w:t>
        <w:br w:type="textWrapping"/>
        <w:t xml:space="preserve">You can choose other weights also. If, you select different weights, then change the names in the following steps accordingly.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Extract the folder into ‘../Tensorflow/models/research/object_detection’ folder.</w:t>
        <w:br w:type="textWrapping"/>
        <w:t xml:space="preserve">Note: After the extraction, the folder named will be faster_rcnn_inception_v2_coco_2018_01_28 (or it can be a later version also).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has the frozen inference graph and the model files.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Edit the </w:t>
      </w:r>
      <w:hyperlink r:id="rId27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faster_rcnn_inception_v2_pets.config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file accordingly and enter the correct filepaths. Refer to the screenshot below.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‘../Tensorflow/models/research ’ and ‘../Tensorflow/models/research/slim’ folder to PYTHONPATH.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object_detection folder, run the following command</w:t>
        <w:br w:type="textWrapping"/>
        <w:t xml:space="preserve">python model_main.py --logtostderr --model_dir=training/ --pipeline_config_path=training/faster_rcnn_inception_v2_pets.config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the training starts, you can see the metrics using tensorboard.</w:t>
        <w:br w:type="textWrapping"/>
        <w:t xml:space="preserve">From the object_detection folder, run the following command </w:t>
        <w:br w:type="textWrapping"/>
        <w:t xml:space="preserve">tensorboard --logdir=training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will open a localhost webpage. If this doesnot happen automatically, run localhost:6006 in Google Chrome.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you are satisfied with the training loss, interrupt the model using Ctrl+C.</w:t>
        <w:br w:type="textWrapping"/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same command window, run the following command:</w:t>
        <w:br w:type="textWrapping"/>
        <w:br w:type="textWrapping"/>
        <w:t xml:space="preserve">python export_inference_graph.py --input_type image_tensor --pipeline_config_path training/faster_rcnn_inception_v2_pets.config --trained_checkpoint_prefix training/model.ckpt-2425 --output_directory inference_graph</w:t>
        <w:br w:type="textWrapping"/>
        <w:br w:type="textWrapping"/>
        <w:t xml:space="preserve">Note: The 2425 refers to the last epoch number before the model was freezed. This can be different in your case. Refer to the below screenshot.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Place the jupyter notebook provided in the object detection folder and change the following fields.</w:t>
        <w:br w:type="textWrapping"/>
        <w:br w:type="textWrapping"/>
        <w:t xml:space="preserve">Cell #4</w:t>
        <w:br w:type="textWrapping"/>
        <w:br w:type="textWrapping"/>
        <w:t xml:space="preserve">MODEL_NAME = 'inference_graph’</w:t>
      </w:r>
    </w:p>
    <w:p w:rsidR="00000000" w:rsidDel="00000000" w:rsidP="00000000" w:rsidRDefault="00000000" w:rsidRPr="00000000" w14:paraId="0000003B">
      <w:pPr>
        <w:ind w:left="360"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PATH_TO_FROZEN_GRAPH = MODEL_NAME + '/frozen_inference_graph.pb'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PATH_TO_LABELS = 'training/labelmap.pbtxt'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Cell #30, give the path to the image to be tested.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Leah Scherschel" w:id="0" w:date="2020-06-29T19:00:33Z">
    <w:p w:rsidR="00000000" w:rsidDel="00000000" w:rsidP="00000000" w:rsidRDefault="00000000" w:rsidRPr="00000000" w14:paraId="000000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Did you mean to have tensor here?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03E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B802F9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8C07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8C0719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CA0372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6.png"/><Relationship Id="rId21" Type="http://schemas.openxmlformats.org/officeDocument/2006/relationships/image" Target="media/image12.png"/><Relationship Id="rId24" Type="http://schemas.openxmlformats.org/officeDocument/2006/relationships/hyperlink" Target="http://faster_rcnn_inception_v2_pets.config" TargetMode="External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github.com/tensorflow/models" TargetMode="External"/><Relationship Id="rId26" Type="http://schemas.openxmlformats.org/officeDocument/2006/relationships/hyperlink" Target="https://github.com/tensorflow/models/blob/master/research/object_detection/g3doc/detection_model_zoo.md" TargetMode="External"/><Relationship Id="rId25" Type="http://schemas.openxmlformats.org/officeDocument/2006/relationships/image" Target="media/image7.png"/><Relationship Id="rId28" Type="http://schemas.openxmlformats.org/officeDocument/2006/relationships/image" Target="media/image3.png"/><Relationship Id="rId27" Type="http://schemas.openxmlformats.org/officeDocument/2006/relationships/hyperlink" Target="http://faster_rcnn_inception_v2_pets.config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1.png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image" Target="media/image2.png"/><Relationship Id="rId30" Type="http://schemas.openxmlformats.org/officeDocument/2006/relationships/image" Target="media/image5.png"/><Relationship Id="rId11" Type="http://schemas.openxmlformats.org/officeDocument/2006/relationships/hyperlink" Target="https://github.com/cocodataset/cocoapi.git%20" TargetMode="External"/><Relationship Id="rId10" Type="http://schemas.openxmlformats.org/officeDocument/2006/relationships/hyperlink" Target="https://github.com/cocodataset/cocoapi.git%20" TargetMode="External"/><Relationship Id="rId13" Type="http://schemas.openxmlformats.org/officeDocument/2006/relationships/hyperlink" Target="https://tzutalin.github.io/labelImg/" TargetMode="External"/><Relationship Id="rId12" Type="http://schemas.openxmlformats.org/officeDocument/2006/relationships/hyperlink" Target="https://github.com/protocolbuffers/protobuf/releases" TargetMode="External"/><Relationship Id="rId15" Type="http://schemas.openxmlformats.org/officeDocument/2006/relationships/image" Target="media/image9.png"/><Relationship Id="rId14" Type="http://schemas.openxmlformats.org/officeDocument/2006/relationships/hyperlink" Target="https://github.com/tzutalin/labelImg" TargetMode="External"/><Relationship Id="rId17" Type="http://schemas.openxmlformats.org/officeDocument/2006/relationships/image" Target="media/image4.png"/><Relationship Id="rId16" Type="http://schemas.openxmlformats.org/officeDocument/2006/relationships/image" Target="media/image10.png"/><Relationship Id="rId19" Type="http://schemas.openxmlformats.org/officeDocument/2006/relationships/image" Target="media/image8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wDPhGbCNvEluooTTZpu0XalyRAg==">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2020-05-03T04:38:00Z</dcterms:created>
  <dc:creator>Yash Kumar</dc:creator>
</cp:coreProperties>
</file>