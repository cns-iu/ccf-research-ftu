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6C4D8479" w:rsidR="005C6930" w:rsidRDefault="00292B8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Glomeruli Detection using Transfer Learning </w:t>
      </w:r>
      <w:r w:rsidR="00316A73">
        <w:rPr>
          <w:b/>
          <w:sz w:val="24"/>
          <w:szCs w:val="24"/>
        </w:rPr>
        <w:t>Using Mask R-CNN</w:t>
      </w:r>
    </w:p>
    <w:p w14:paraId="00000002" w14:textId="77777777" w:rsidR="005C6930" w:rsidRDefault="00292B8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(For Windows users)</w:t>
      </w:r>
    </w:p>
    <w:p w14:paraId="00000003" w14:textId="7437DBD3" w:rsidR="005C6930" w:rsidRDefault="00316A73" w:rsidP="00316A7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This model is based on Matterport’s implementation of Mask R-CNN. You </w:t>
      </w:r>
      <w:r w:rsidR="004E126E">
        <w:rPr>
          <w:b/>
          <w:sz w:val="24"/>
          <w:szCs w:val="24"/>
        </w:rPr>
        <w:t xml:space="preserve">can use the files given in thos repository or you can </w:t>
      </w:r>
      <w:r>
        <w:rPr>
          <w:b/>
          <w:sz w:val="24"/>
          <w:szCs w:val="24"/>
        </w:rPr>
        <w:t xml:space="preserve">get the complete repository from </w:t>
      </w:r>
      <w:hyperlink r:id="rId6" w:history="1">
        <w:r w:rsidRPr="007325E9">
          <w:rPr>
            <w:rStyle w:val="Hyperlink"/>
            <w:b/>
            <w:sz w:val="24"/>
            <w:szCs w:val="24"/>
          </w:rPr>
          <w:t>https://github.com/matterport/Mask_RCNN</w:t>
        </w:r>
      </w:hyperlink>
      <w:r>
        <w:rPr>
          <w:b/>
          <w:sz w:val="24"/>
          <w:szCs w:val="24"/>
        </w:rPr>
        <w:t>.</w:t>
      </w:r>
    </w:p>
    <w:p w14:paraId="43698B44" w14:textId="5B030934" w:rsidR="00316A73" w:rsidRDefault="00316A73" w:rsidP="00316A7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Also, please check the blog at </w:t>
      </w:r>
      <w:hyperlink r:id="rId7" w:history="1">
        <w:r w:rsidRPr="007325E9">
          <w:rPr>
            <w:rStyle w:val="Hyperlink"/>
            <w:b/>
            <w:sz w:val="24"/>
            <w:szCs w:val="24"/>
          </w:rPr>
          <w:t>https://gilberttanner.com/blog/train-a-mask-r-cnn-model-with-the-tensorflow-object-detection-api</w:t>
        </w:r>
      </w:hyperlink>
      <w:r>
        <w:rPr>
          <w:b/>
          <w:sz w:val="24"/>
          <w:szCs w:val="24"/>
        </w:rPr>
        <w:t>. The code is inspired from here.</w:t>
      </w:r>
    </w:p>
    <w:p w14:paraId="1E850741" w14:textId="24857D6D" w:rsidR="00316A73" w:rsidRDefault="00316A73" w:rsidP="00316A73">
      <w:pPr>
        <w:jc w:val="both"/>
        <w:rPr>
          <w:b/>
          <w:sz w:val="24"/>
          <w:szCs w:val="24"/>
        </w:rPr>
      </w:pPr>
    </w:p>
    <w:p w14:paraId="38745AAC" w14:textId="77638E84" w:rsidR="00316A73" w:rsidRDefault="00316A73" w:rsidP="00316A73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Divide the WSI into tiles using the Segmentation notebook</w:t>
      </w:r>
      <w:r w:rsidR="00AE461B">
        <w:rPr>
          <w:bCs/>
          <w:sz w:val="24"/>
          <w:szCs w:val="24"/>
        </w:rPr>
        <w:t>s</w:t>
      </w:r>
      <w:r>
        <w:rPr>
          <w:bCs/>
          <w:sz w:val="24"/>
          <w:szCs w:val="24"/>
        </w:rPr>
        <w:t>.</w:t>
      </w:r>
      <w:r w:rsidR="00AE461B">
        <w:rPr>
          <w:bCs/>
          <w:sz w:val="24"/>
          <w:szCs w:val="24"/>
        </w:rPr>
        <w:t xml:space="preserve"> There are two notebooks, one is for segmentation with adjacent tiles, and the other is for segmentation for overlapping tiles.</w:t>
      </w:r>
      <w:r>
        <w:rPr>
          <w:bCs/>
          <w:sz w:val="24"/>
          <w:szCs w:val="24"/>
        </w:rPr>
        <w:t xml:space="preserve"> Input the size of the tiles</w:t>
      </w:r>
      <w:r w:rsidR="00AE461B">
        <w:rPr>
          <w:bCs/>
          <w:sz w:val="24"/>
          <w:szCs w:val="24"/>
        </w:rPr>
        <w:t xml:space="preserve"> that you want</w:t>
      </w:r>
      <w:r>
        <w:rPr>
          <w:bCs/>
          <w:sz w:val="24"/>
          <w:szCs w:val="24"/>
        </w:rPr>
        <w:t xml:space="preserve"> in the fourth cell. </w:t>
      </w:r>
      <w:r w:rsidR="00A63945">
        <w:rPr>
          <w:bCs/>
          <w:sz w:val="24"/>
          <w:szCs w:val="24"/>
        </w:rPr>
        <w:br/>
        <w:t xml:space="preserve">The stride for over lapping is set to 50%. You can change that by altering the stop size, and the step size in the </w:t>
      </w:r>
      <w:r w:rsidR="00A63945" w:rsidRPr="00A63945">
        <w:rPr>
          <w:b/>
          <w:sz w:val="24"/>
          <w:szCs w:val="24"/>
        </w:rPr>
        <w:t>range(start, stop[, step])</w:t>
      </w:r>
      <w:r w:rsidR="00A63945">
        <w:rPr>
          <w:bCs/>
          <w:sz w:val="24"/>
          <w:szCs w:val="24"/>
        </w:rPr>
        <w:t xml:space="preserve"> in the last cell for each resizing block.</w:t>
      </w:r>
      <w:r w:rsidR="00AE461B">
        <w:rPr>
          <w:bCs/>
          <w:sz w:val="24"/>
          <w:szCs w:val="24"/>
        </w:rPr>
        <w:br/>
      </w:r>
    </w:p>
    <w:p w14:paraId="6FAA0E48" w14:textId="77777777" w:rsidR="00A63945" w:rsidRDefault="00AE461B" w:rsidP="00A63945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Download labelme image annotating software from the github link </w:t>
      </w:r>
      <w:hyperlink r:id="rId8" w:history="1">
        <w:r w:rsidRPr="007325E9">
          <w:rPr>
            <w:rStyle w:val="Hyperlink"/>
            <w:bCs/>
            <w:sz w:val="24"/>
            <w:szCs w:val="24"/>
          </w:rPr>
          <w:t>https://github.com/wkentaro/labelme</w:t>
        </w:r>
      </w:hyperlink>
      <w:r w:rsidR="00A63945">
        <w:rPr>
          <w:bCs/>
          <w:sz w:val="24"/>
          <w:szCs w:val="24"/>
        </w:rPr>
        <w:br/>
      </w:r>
    </w:p>
    <w:p w14:paraId="531C1623" w14:textId="20121552" w:rsidR="00AE461B" w:rsidRDefault="00A63945" w:rsidP="00A63945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Annotate the tiles using polylines and assign them ‘Glomeruli’ class. The annotations for each are stored as json objects with the same name as the tile name.</w:t>
      </w:r>
      <w:r>
        <w:rPr>
          <w:bCs/>
          <w:sz w:val="24"/>
          <w:szCs w:val="24"/>
        </w:rPr>
        <w:br/>
      </w:r>
      <w:r w:rsidRPr="00A63945">
        <w:rPr>
          <w:bCs/>
          <w:sz w:val="24"/>
          <w:szCs w:val="24"/>
        </w:rPr>
        <w:drawing>
          <wp:inline distT="0" distB="0" distL="0" distR="0" wp14:anchorId="6E75099F" wp14:editId="44088391">
            <wp:extent cx="5943600" cy="3779520"/>
            <wp:effectExtent l="0" t="0" r="0" b="0"/>
            <wp:docPr id="3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C8B38C3-AF14-4440-8207-8C580F25C0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C8B38C3-AF14-4440-8207-8C580F25C0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24"/>
        </w:rPr>
        <w:br/>
      </w:r>
      <w:r>
        <w:rPr>
          <w:bCs/>
          <w:sz w:val="24"/>
          <w:szCs w:val="24"/>
        </w:rPr>
        <w:lastRenderedPageBreak/>
        <w:br/>
      </w:r>
      <w:r w:rsidRPr="00A63945">
        <w:rPr>
          <w:bCs/>
          <w:sz w:val="24"/>
          <w:szCs w:val="24"/>
        </w:rPr>
        <w:drawing>
          <wp:inline distT="0" distB="0" distL="0" distR="0" wp14:anchorId="6EACD590" wp14:editId="7DD06D6D">
            <wp:extent cx="5943600" cy="3736975"/>
            <wp:effectExtent l="0" t="0" r="0" b="0"/>
            <wp:docPr id="4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5CD404-7898-468D-9093-C8B6A5CBB4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B5CD404-7898-468D-9093-C8B6A5CBB4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24"/>
        </w:rPr>
        <w:br/>
      </w:r>
    </w:p>
    <w:p w14:paraId="46F8D10F" w14:textId="2AFE4CEE" w:rsidR="00A63945" w:rsidRDefault="004607A1" w:rsidP="00A63945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There are two jupyter notebooks for Mask R-CNN model training.</w:t>
      </w:r>
      <w:r>
        <w:rPr>
          <w:bCs/>
          <w:sz w:val="24"/>
          <w:szCs w:val="24"/>
        </w:rPr>
        <w:br/>
      </w:r>
      <w:r w:rsidR="00292B8D">
        <w:rPr>
          <w:bCs/>
          <w:sz w:val="24"/>
          <w:szCs w:val="24"/>
        </w:rPr>
        <w:t xml:space="preserve">i. </w:t>
      </w:r>
      <w:r>
        <w:rPr>
          <w:bCs/>
          <w:sz w:val="24"/>
          <w:szCs w:val="24"/>
        </w:rPr>
        <w:t>‘</w:t>
      </w:r>
      <w:r w:rsidRPr="004607A1">
        <w:rPr>
          <w:bCs/>
          <w:sz w:val="24"/>
          <w:szCs w:val="24"/>
        </w:rPr>
        <w:t>MaskRCNN Glomeruli - Training</w:t>
      </w:r>
      <w:r>
        <w:rPr>
          <w:bCs/>
          <w:sz w:val="24"/>
          <w:szCs w:val="24"/>
        </w:rPr>
        <w:t xml:space="preserve">’: This is for training and testing </w:t>
      </w:r>
      <w:r w:rsidR="00292B8D">
        <w:rPr>
          <w:bCs/>
          <w:sz w:val="24"/>
          <w:szCs w:val="24"/>
        </w:rPr>
        <w:t>and calculating MAP.</w:t>
      </w:r>
      <w:r w:rsidR="00292B8D">
        <w:rPr>
          <w:bCs/>
          <w:sz w:val="24"/>
          <w:szCs w:val="24"/>
        </w:rPr>
        <w:br/>
        <w:t>ii. ‘</w:t>
      </w:r>
      <w:r w:rsidR="00292B8D" w:rsidRPr="00292B8D">
        <w:rPr>
          <w:bCs/>
          <w:sz w:val="24"/>
          <w:szCs w:val="24"/>
        </w:rPr>
        <w:t>MaskRCNN Glomeruli - Detection and Saving</w:t>
      </w:r>
      <w:r w:rsidR="00292B8D">
        <w:rPr>
          <w:bCs/>
          <w:sz w:val="24"/>
          <w:szCs w:val="24"/>
        </w:rPr>
        <w:t xml:space="preserve">’: This file is for detecting Glomeruli </w:t>
      </w:r>
      <w:r w:rsidR="008D2817">
        <w:rPr>
          <w:bCs/>
          <w:sz w:val="24"/>
          <w:szCs w:val="24"/>
        </w:rPr>
        <w:t>and saving it in the desired format to be used later for stitching to make WSI.</w:t>
      </w:r>
      <w:r>
        <w:rPr>
          <w:bCs/>
          <w:sz w:val="24"/>
          <w:szCs w:val="24"/>
        </w:rPr>
        <w:br/>
      </w:r>
      <w:r w:rsidR="00175CED">
        <w:rPr>
          <w:bCs/>
          <w:sz w:val="24"/>
          <w:szCs w:val="24"/>
        </w:rPr>
        <w:t xml:space="preserve">In the fourth cell, replace the dimensions with your </w:t>
      </w:r>
      <w:r>
        <w:rPr>
          <w:bCs/>
          <w:sz w:val="24"/>
          <w:szCs w:val="24"/>
        </w:rPr>
        <w:t>image dimensions. Currently they are set to 800x600.</w:t>
      </w:r>
      <w:r w:rsidR="008D2817">
        <w:rPr>
          <w:bCs/>
          <w:sz w:val="24"/>
          <w:szCs w:val="24"/>
        </w:rPr>
        <w:br/>
        <w:t>Also, change the image directories accordingly in cell nos. 4,5,7 in both the files, and in the last cell too in the second file. Also, if you are using pre-trained weights for transfer learning, you can initialize those by making appropriate changes in cell no. 8.</w:t>
      </w:r>
      <w:r w:rsidR="004E126E">
        <w:rPr>
          <w:bCs/>
          <w:sz w:val="24"/>
          <w:szCs w:val="24"/>
        </w:rPr>
        <w:br/>
      </w:r>
      <w:r w:rsidR="004E126E">
        <w:rPr>
          <w:bCs/>
          <w:sz w:val="24"/>
          <w:szCs w:val="24"/>
        </w:rPr>
        <w:br/>
        <w:t>Imp Note: The output of the Mask R-CNN has dimensions 1024x1024. So the combining code has code for upsizing the stitched image to the original dimensions.</w:t>
      </w:r>
      <w:r w:rsidR="004E126E">
        <w:rPr>
          <w:bCs/>
          <w:sz w:val="24"/>
          <w:szCs w:val="24"/>
        </w:rPr>
        <w:br/>
      </w:r>
    </w:p>
    <w:p w14:paraId="18D2F2E0" w14:textId="5926DF2F" w:rsidR="003E0118" w:rsidRDefault="004E126E" w:rsidP="003E0118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To combine the output of Mask R-CNN model, there are two files:</w:t>
      </w:r>
      <w:r>
        <w:rPr>
          <w:bCs/>
          <w:sz w:val="24"/>
          <w:szCs w:val="24"/>
        </w:rPr>
        <w:br/>
        <w:t>i. ‘</w:t>
      </w:r>
      <w:r w:rsidRPr="004E126E">
        <w:rPr>
          <w:bCs/>
          <w:sz w:val="24"/>
          <w:szCs w:val="24"/>
        </w:rPr>
        <w:t>Combining images</w:t>
      </w:r>
      <w:r>
        <w:rPr>
          <w:bCs/>
          <w:sz w:val="24"/>
          <w:szCs w:val="24"/>
        </w:rPr>
        <w:t>’: Use this file if you have used just the normal segmentation file to get adjacent tiles.</w:t>
      </w:r>
      <w:r>
        <w:rPr>
          <w:bCs/>
          <w:sz w:val="24"/>
          <w:szCs w:val="24"/>
        </w:rPr>
        <w:br/>
        <w:t>ii. ‘</w:t>
      </w:r>
      <w:r w:rsidRPr="004E126E">
        <w:rPr>
          <w:bCs/>
          <w:sz w:val="24"/>
          <w:szCs w:val="24"/>
        </w:rPr>
        <w:t>Combining overlapping tiles</w:t>
      </w:r>
      <w:r>
        <w:rPr>
          <w:bCs/>
          <w:sz w:val="24"/>
          <w:szCs w:val="24"/>
        </w:rPr>
        <w:t>’: Use this file if you have used the segmentation with overlap file.</w:t>
      </w:r>
      <w:r w:rsidR="004847F4">
        <w:rPr>
          <w:bCs/>
          <w:sz w:val="24"/>
          <w:szCs w:val="24"/>
        </w:rPr>
        <w:br/>
        <w:t>In both the files in cell no. 4, input the dimensions of the tiles that you have given for segmentation. It will automatically calculate the number of rows and columns.</w:t>
      </w:r>
      <w:r w:rsidR="004847F4">
        <w:rPr>
          <w:bCs/>
          <w:sz w:val="24"/>
          <w:szCs w:val="24"/>
        </w:rPr>
        <w:br/>
      </w:r>
      <w:r w:rsidR="004847F4">
        <w:rPr>
          <w:bCs/>
          <w:sz w:val="24"/>
          <w:szCs w:val="24"/>
        </w:rPr>
        <w:lastRenderedPageBreak/>
        <w:br/>
        <w:t>Change the path location for the image and the folder locations. You will have to give three inputs:</w:t>
      </w:r>
      <w:r w:rsidR="004847F4">
        <w:rPr>
          <w:bCs/>
          <w:sz w:val="24"/>
          <w:szCs w:val="24"/>
        </w:rPr>
        <w:br/>
        <w:t>i. original image</w:t>
      </w:r>
      <w:r w:rsidR="004847F4">
        <w:rPr>
          <w:bCs/>
          <w:sz w:val="24"/>
          <w:szCs w:val="24"/>
        </w:rPr>
        <w:br/>
        <w:t>ii. Binary masks obtained from the model.</w:t>
      </w:r>
      <w:r w:rsidR="004847F4">
        <w:rPr>
          <w:bCs/>
          <w:sz w:val="24"/>
          <w:szCs w:val="24"/>
        </w:rPr>
        <w:br/>
        <w:t>iii. Location of masked tiles</w:t>
      </w:r>
      <w:r w:rsidR="003E0118">
        <w:rPr>
          <w:bCs/>
          <w:sz w:val="24"/>
          <w:szCs w:val="24"/>
        </w:rPr>
        <w:t xml:space="preserve"> (This is only required in the file without overlapping).</w:t>
      </w:r>
      <w:r w:rsidR="00A76378">
        <w:rPr>
          <w:bCs/>
          <w:sz w:val="24"/>
          <w:szCs w:val="24"/>
        </w:rPr>
        <w:br/>
      </w:r>
    </w:p>
    <w:p w14:paraId="434D02F6" w14:textId="3C552E0B" w:rsidR="00A76378" w:rsidRPr="003E0118" w:rsidRDefault="00A76378" w:rsidP="003E0118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To compute accuracy, you will need to run ‘</w:t>
      </w:r>
      <w:r w:rsidRPr="00A76378">
        <w:rPr>
          <w:bCs/>
          <w:sz w:val="24"/>
          <w:szCs w:val="24"/>
        </w:rPr>
        <w:t>Accuracy Metrics</w:t>
      </w:r>
      <w:r>
        <w:rPr>
          <w:bCs/>
          <w:sz w:val="24"/>
          <w:szCs w:val="24"/>
        </w:rPr>
        <w:t xml:space="preserve">’ file. The </w:t>
      </w:r>
      <w:r w:rsidR="007B2B79">
        <w:rPr>
          <w:bCs/>
          <w:sz w:val="24"/>
          <w:szCs w:val="24"/>
        </w:rPr>
        <w:t>ground truth image is constructed using annotations from QuPath and ImageJ. It was done by 4 four students and the annotations were later plotted on the same image using python. The files for this particular example are provided in this folder.</w:t>
      </w:r>
    </w:p>
    <w:p w14:paraId="5A2EFA07" w14:textId="57DB1186" w:rsidR="00316A73" w:rsidRDefault="00316A73" w:rsidP="00316A73">
      <w:pPr>
        <w:rPr>
          <w:bCs/>
          <w:sz w:val="24"/>
          <w:szCs w:val="24"/>
        </w:rPr>
      </w:pPr>
    </w:p>
    <w:p w14:paraId="3F56CFD1" w14:textId="006F6D3B" w:rsidR="00316A73" w:rsidRDefault="00316A73" w:rsidP="00316A73">
      <w:pPr>
        <w:rPr>
          <w:bCs/>
          <w:sz w:val="24"/>
          <w:szCs w:val="24"/>
        </w:rPr>
      </w:pPr>
    </w:p>
    <w:p w14:paraId="4DBE1DEA" w14:textId="0717CD07" w:rsidR="00316A73" w:rsidRDefault="00316A73" w:rsidP="00316A73">
      <w:pPr>
        <w:rPr>
          <w:bCs/>
          <w:sz w:val="24"/>
          <w:szCs w:val="24"/>
        </w:rPr>
      </w:pPr>
    </w:p>
    <w:p w14:paraId="37213D11" w14:textId="77777777" w:rsidR="00AE461B" w:rsidRDefault="00AE461B" w:rsidP="00316A73">
      <w:pPr>
        <w:rPr>
          <w:bCs/>
          <w:sz w:val="24"/>
          <w:szCs w:val="24"/>
        </w:rPr>
      </w:pPr>
    </w:p>
    <w:p w14:paraId="2277B807" w14:textId="77777777" w:rsidR="00316A73" w:rsidRPr="00316A73" w:rsidRDefault="00316A73" w:rsidP="00316A73">
      <w:pPr>
        <w:rPr>
          <w:bCs/>
          <w:sz w:val="24"/>
          <w:szCs w:val="24"/>
        </w:rPr>
      </w:pPr>
    </w:p>
    <w:p w14:paraId="00000004" w14:textId="053608C9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Install tensor and all other dependencies:</w:t>
      </w:r>
    </w:p>
    <w:p w14:paraId="00000005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pip install pillow</w:t>
      </w:r>
    </w:p>
    <w:p w14:paraId="00000006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pip install lxml</w:t>
      </w:r>
    </w:p>
    <w:p w14:paraId="00000007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pip install jupyter</w:t>
      </w:r>
    </w:p>
    <w:p w14:paraId="00000008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pip install matplotlib</w:t>
      </w:r>
    </w:p>
    <w:p w14:paraId="00000009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sdt>
        <w:sdtPr>
          <w:tag w:val="goog_rdk_0"/>
          <w:id w:val="1112944363"/>
        </w:sdtPr>
        <w:sdtContent/>
      </w:sdt>
      <w:r>
        <w:rPr>
          <w:color w:val="000000"/>
          <w:sz w:val="24"/>
          <w:szCs w:val="24"/>
        </w:rPr>
        <w:t>pip install tensorflow==1.15</w:t>
      </w:r>
    </w:p>
    <w:p w14:paraId="0000000A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0000000B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Open Git Bash, check the current directory with “pwd”. If this is where you would like to clone the repository. I created a folder C:/Users/</w:t>
      </w:r>
      <w:r>
        <w:rPr>
          <w:i/>
          <w:color w:val="000000"/>
          <w:sz w:val="24"/>
          <w:szCs w:val="24"/>
        </w:rPr>
        <w:t>your-username</w:t>
      </w:r>
      <w:r>
        <w:rPr>
          <w:color w:val="000000"/>
          <w:sz w:val="24"/>
          <w:szCs w:val="24"/>
        </w:rPr>
        <w:t>/tensorflow. Then use the following to clone on command prompt:</w:t>
      </w:r>
    </w:p>
    <w:p w14:paraId="0000000C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  <w:sz w:val="24"/>
          <w:szCs w:val="24"/>
        </w:rPr>
      </w:pPr>
    </w:p>
    <w:p w14:paraId="0000000D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git clone </w:t>
      </w:r>
      <w:hyperlink r:id="rId11">
        <w:r>
          <w:rPr>
            <w:color w:val="0563C1"/>
            <w:sz w:val="24"/>
            <w:szCs w:val="24"/>
            <w:u w:val="single"/>
          </w:rPr>
          <w:t>https://github.com/tensorflow/models</w:t>
        </w:r>
      </w:hyperlink>
      <w:r>
        <w:rPr>
          <w:color w:val="000000"/>
          <w:sz w:val="24"/>
          <w:szCs w:val="24"/>
        </w:rPr>
        <w:t xml:space="preserve"> (for tensor flow version 1.15, but other version 1.x are also compatible)</w:t>
      </w:r>
    </w:p>
    <w:p w14:paraId="0000000E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  <w:sz w:val="24"/>
          <w:szCs w:val="24"/>
        </w:rPr>
      </w:pPr>
    </w:p>
    <w:p w14:paraId="0000000F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 object detection , we need to install several object detection api’s available in tensor flow like:</w:t>
      </w:r>
      <w:hyperlink r:id="rId12">
        <w:r>
          <w:rPr>
            <w:color w:val="0563C1"/>
            <w:sz w:val="24"/>
            <w:szCs w:val="24"/>
            <w:u w:val="single"/>
          </w:rPr>
          <w:t>https://github.com/cocodataset/cocoapi.git</w:t>
        </w:r>
      </w:hyperlink>
    </w:p>
    <w:p w14:paraId="00000010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coco api use the following command </w:t>
      </w:r>
    </w:p>
    <w:p w14:paraId="00000011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git clone </w:t>
      </w:r>
      <w:hyperlink r:id="rId13">
        <w:r>
          <w:rPr>
            <w:color w:val="0563C1"/>
            <w:sz w:val="24"/>
            <w:szCs w:val="24"/>
            <w:u w:val="single"/>
          </w:rPr>
          <w:t>https://github.com/cocodataset/cocoapi.git</w:t>
        </w:r>
      </w:hyperlink>
    </w:p>
    <w:p w14:paraId="00000012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</w:p>
    <w:p w14:paraId="00000013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Download proto buff from the link </w:t>
      </w:r>
      <w:hyperlink r:id="rId14">
        <w:r>
          <w:rPr>
            <w:color w:val="0563C1"/>
            <w:sz w:val="24"/>
            <w:szCs w:val="24"/>
            <w:u w:val="single"/>
          </w:rPr>
          <w:t>https://github.com/protocolbuffers/protobuf/releases</w:t>
        </w:r>
      </w:hyperlink>
    </w:p>
    <w:p w14:paraId="00000014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protoc-3.11.4-win64.zip</w:t>
      </w:r>
    </w:p>
    <w:p w14:paraId="00000015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</w:p>
    <w:p w14:paraId="00000016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Place the extracted files from zip folder in ../Tensorflow/models/research/object_detection</w:t>
      </w:r>
    </w:p>
    <w:p w14:paraId="00000017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</w:p>
    <w:p w14:paraId="00000018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Go to ../Tensorflow/models/research and run following command prompt folder </w:t>
      </w:r>
    </w:p>
    <w:p w14:paraId="00000019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"../Tensorflow/models/research/object_detection/bin/protoc.exe" object_detection/protos/*.proto --python_out=.</w:t>
      </w:r>
    </w:p>
    <w:p w14:paraId="0000001A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Open ../Tensorflow/models/research/object_detection/object_detection_tutorial.ipynb and run it to see whether object detection model is working or not</w:t>
      </w:r>
    </w:p>
    <w:p w14:paraId="0000001B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0000001C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Download labeller for glomeruli detection using the link </w:t>
      </w:r>
      <w:hyperlink r:id="rId15">
        <w:r>
          <w:rPr>
            <w:color w:val="0563C1"/>
            <w:sz w:val="24"/>
            <w:szCs w:val="24"/>
            <w:u w:val="single"/>
          </w:rPr>
          <w:t>https://tzutalin.github.io/labelImg/</w:t>
        </w:r>
      </w:hyperlink>
      <w:r>
        <w:rPr>
          <w:color w:val="000000"/>
          <w:sz w:val="24"/>
          <w:szCs w:val="24"/>
        </w:rPr>
        <w:t>. It is the GUI version.</w:t>
      </w:r>
      <w:r>
        <w:rPr>
          <w:color w:val="000000"/>
          <w:sz w:val="24"/>
          <w:szCs w:val="24"/>
        </w:rPr>
        <w:br/>
        <w:t xml:space="preserve">For python version, you can visit </w:t>
      </w:r>
      <w:hyperlink r:id="rId16">
        <w:r>
          <w:rPr>
            <w:color w:val="0563C1"/>
            <w:sz w:val="24"/>
            <w:szCs w:val="24"/>
            <w:u w:val="single"/>
          </w:rPr>
          <w:t>https://github.com/tzutalin/labelImg</w:t>
        </w:r>
      </w:hyperlink>
    </w:p>
    <w:p w14:paraId="0000001D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0000001E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Open the directory containing cell images using labelImg.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0000001F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Choose the directory containing the images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00000020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Create RectBox over the glomeruli by dragging over the region.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1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Set the label as ‘Glomeruli’.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2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Click on save to set save the annotations in an XML file.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2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00000023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Create a new folder(images) containing test and train images in ../Tensorflow/models/research/object_detection</w:t>
      </w:r>
    </w:p>
    <w:p w14:paraId="00000024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Save the images in the folder ../Tensorflow/models/research/object_detection/images/train_images</w:t>
      </w:r>
      <w:r>
        <w:rPr>
          <w:color w:val="000000"/>
          <w:sz w:val="24"/>
          <w:szCs w:val="24"/>
        </w:rPr>
        <w:br/>
        <w:t>../Tensorflow/models/research/object_detection/images/test_images</w:t>
      </w:r>
      <w:r>
        <w:rPr>
          <w:color w:val="000000"/>
          <w:sz w:val="24"/>
          <w:szCs w:val="24"/>
        </w:rPr>
        <w:br/>
        <w:t>Keep some of the images (.jpg) on test_images folder as well which you want to test your model</w:t>
      </w:r>
    </w:p>
    <w:p w14:paraId="00000025" w14:textId="77777777" w:rsidR="005C6930" w:rsidRDefault="00292B8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Keep the .jpg in the same folder as .xml file.</w:t>
      </w:r>
    </w:p>
    <w:p w14:paraId="00000026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</w:p>
    <w:p w14:paraId="00000027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Run xml_to_csv.py file from the folder ../Tensorflow/models/research/object_detection</w:t>
      </w:r>
      <w:r>
        <w:rPr>
          <w:color w:val="000000"/>
          <w:sz w:val="24"/>
          <w:szCs w:val="24"/>
        </w:rPr>
        <w:br/>
        <w:t>(file provided. Might need to change the directory in the file)</w:t>
      </w:r>
    </w:p>
    <w:p w14:paraId="00000028" w14:textId="77777777" w:rsidR="005C6930" w:rsidRDefault="005C6930">
      <w:pPr>
        <w:rPr>
          <w:sz w:val="24"/>
          <w:szCs w:val="24"/>
        </w:rPr>
      </w:pPr>
    </w:p>
    <w:p w14:paraId="00000029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Run generate_tfrecord.py from the folder ../Tensorflow/models/research/object_detection</w:t>
      </w:r>
      <w:r>
        <w:rPr>
          <w:color w:val="000000"/>
          <w:sz w:val="24"/>
          <w:szCs w:val="24"/>
        </w:rPr>
        <w:br/>
        <w:t>(file provided. Might need to change the directory in the file)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Command for train files:</w:t>
      </w:r>
      <w:r>
        <w:rPr>
          <w:color w:val="000000"/>
          <w:sz w:val="24"/>
          <w:szCs w:val="24"/>
        </w:rPr>
        <w:br/>
        <w:t>python generate_tfrecord.py --csv_input=images\train_labels.csv --image_dir=images\train --output_path=train.record</w:t>
      </w:r>
    </w:p>
    <w:p w14:paraId="0000002A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  <w:t xml:space="preserve">Command for </w:t>
      </w:r>
      <w:sdt>
        <w:sdtPr>
          <w:tag w:val="goog_rdk_1"/>
          <w:id w:val="-154997848"/>
        </w:sdtPr>
        <w:sdtContent>
          <w:ins w:id="0" w:author="Leah Scherschel" w:date="2020-07-01T20:01:00Z">
            <w:r>
              <w:rPr>
                <w:color w:val="000000"/>
                <w:sz w:val="24"/>
                <w:szCs w:val="24"/>
              </w:rPr>
              <w:t>test</w:t>
            </w:r>
          </w:ins>
        </w:sdtContent>
      </w:sdt>
      <w:sdt>
        <w:sdtPr>
          <w:tag w:val="goog_rdk_2"/>
          <w:id w:val="-325819007"/>
        </w:sdtPr>
        <w:sdtContent>
          <w:del w:id="1" w:author="Leah Scherschel" w:date="2020-07-01T20:01:00Z">
            <w:r>
              <w:rPr>
                <w:color w:val="000000"/>
                <w:sz w:val="24"/>
                <w:szCs w:val="24"/>
              </w:rPr>
              <w:delText xml:space="preserve">train </w:delText>
            </w:r>
          </w:del>
        </w:sdtContent>
      </w:sdt>
      <w:r>
        <w:rPr>
          <w:color w:val="000000"/>
          <w:sz w:val="24"/>
          <w:szCs w:val="24"/>
        </w:rPr>
        <w:t>files:</w:t>
      </w:r>
      <w:r>
        <w:rPr>
          <w:color w:val="000000"/>
          <w:sz w:val="24"/>
          <w:szCs w:val="24"/>
        </w:rPr>
        <w:br/>
        <w:t>python generate_tfrecord.py --csv_input=images\test_labels.csv --image_dir=images\test --output_path=test.record</w:t>
      </w:r>
      <w:r>
        <w:rPr>
          <w:color w:val="000000"/>
          <w:sz w:val="24"/>
          <w:szCs w:val="24"/>
        </w:rPr>
        <w:br/>
      </w:r>
    </w:p>
    <w:p w14:paraId="0000002B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Create folder ‘training’ in the object_detection folder with the following two files. Labelmap and </w:t>
      </w:r>
      <w:hyperlink r:id="rId26">
        <w:r>
          <w:rPr>
            <w:color w:val="0563C1"/>
            <w:sz w:val="24"/>
            <w:szCs w:val="24"/>
            <w:u w:val="single"/>
          </w:rPr>
          <w:t>faster_rcnn_inception_v2_pets.config</w:t>
        </w:r>
      </w:hyperlink>
      <w:r>
        <w:rPr>
          <w:color w:val="000000"/>
          <w:sz w:val="24"/>
          <w:szCs w:val="24"/>
        </w:rPr>
        <w:t xml:space="preserve"> (Files provided)</w:t>
      </w:r>
      <w:r>
        <w:rPr>
          <w:color w:val="000000"/>
          <w:sz w:val="24"/>
          <w:szCs w:val="24"/>
        </w:rPr>
        <w:br/>
        <w:t>These files are a custom label map for Glomeruli and a training configuration file. ()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lastRenderedPageBreak/>
        <w:t>Note: Edit the location of the folders in the respective places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943600" cy="3343275"/>
            <wp:effectExtent l="0" t="0" r="0" b="0"/>
            <wp:docPr id="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C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0000002D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the following link:</w:t>
      </w:r>
      <w:r>
        <w:rPr>
          <w:color w:val="000000"/>
          <w:sz w:val="24"/>
          <w:szCs w:val="24"/>
        </w:rPr>
        <w:br/>
      </w:r>
      <w:hyperlink r:id="rId28">
        <w:r>
          <w:rPr>
            <w:color w:val="0563C1"/>
            <w:sz w:val="24"/>
            <w:szCs w:val="24"/>
            <w:u w:val="single"/>
          </w:rPr>
          <w:t>https://github.com/tensorflow/models/blob/master/research/object_detection/g3doc/detection_model_zoo.md</w:t>
        </w:r>
      </w:hyperlink>
      <w:r>
        <w:rPr>
          <w:color w:val="000000"/>
          <w:sz w:val="24"/>
          <w:szCs w:val="24"/>
        </w:rPr>
        <w:br/>
        <w:t>download the following file : faster_rcnn_inception_v2_coco.</w:t>
      </w:r>
      <w:r>
        <w:rPr>
          <w:color w:val="000000"/>
          <w:sz w:val="24"/>
          <w:szCs w:val="24"/>
        </w:rPr>
        <w:br/>
        <w:t xml:space="preserve">and keep it in the object_detection folder after extracting it. </w:t>
      </w:r>
      <w:r>
        <w:rPr>
          <w:color w:val="000000"/>
          <w:sz w:val="24"/>
          <w:szCs w:val="24"/>
        </w:rPr>
        <w:br/>
        <w:t>You can choose other weights also. If, you select different weights, then change the names in the following steps accordingly.</w:t>
      </w:r>
      <w:r>
        <w:rPr>
          <w:color w:val="000000"/>
          <w:sz w:val="24"/>
          <w:szCs w:val="24"/>
        </w:rPr>
        <w:br/>
      </w:r>
    </w:p>
    <w:p w14:paraId="0000002E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Extract the folder into ‘../Tensorflow/models/research/object_detection’ folder.</w:t>
      </w:r>
      <w:r>
        <w:rPr>
          <w:color w:val="000000"/>
          <w:sz w:val="24"/>
          <w:szCs w:val="24"/>
        </w:rPr>
        <w:br/>
        <w:t>Note: After the extraction, the folder named will be faster_rcnn_inception_v2_coco_2018_01_28 (or it can be a later version also).</w:t>
      </w:r>
    </w:p>
    <w:p w14:paraId="0000002F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It has the frozen inference graph and the model files.</w:t>
      </w:r>
    </w:p>
    <w:p w14:paraId="00000030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Edit the </w:t>
      </w:r>
      <w:hyperlink r:id="rId29">
        <w:r>
          <w:rPr>
            <w:color w:val="0563C1"/>
            <w:sz w:val="24"/>
            <w:szCs w:val="24"/>
            <w:u w:val="single"/>
          </w:rPr>
          <w:t>faster_rcnn_inception_v2_pets.config</w:t>
        </w:r>
      </w:hyperlink>
      <w:r>
        <w:rPr>
          <w:color w:val="000000"/>
          <w:sz w:val="24"/>
          <w:szCs w:val="24"/>
        </w:rPr>
        <w:t xml:space="preserve"> file accordingly and enter the correct filepaths. Refer to the screenshot below.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lastRenderedPageBreak/>
        <w:drawing>
          <wp:inline distT="0" distB="0" distL="0" distR="0">
            <wp:extent cx="5943600" cy="3343275"/>
            <wp:effectExtent l="0" t="0" r="0" b="0"/>
            <wp:docPr id="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</w:r>
    </w:p>
    <w:p w14:paraId="00000031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‘../Tensorflow/models/research ’ and ‘../Tensorflow/models/research/slim’ folder to PYTHONPATH.</w:t>
      </w:r>
    </w:p>
    <w:p w14:paraId="00000032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00000033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the object_detection folder, run the following command</w:t>
      </w:r>
      <w:r>
        <w:rPr>
          <w:color w:val="000000"/>
          <w:sz w:val="24"/>
          <w:szCs w:val="24"/>
        </w:rPr>
        <w:br/>
        <w:t>python model_main.py --logtostderr --model_dir=training/ --pipeline_config_path=training/faster_rcnn_inception_v2_pets.config</w:t>
      </w:r>
    </w:p>
    <w:p w14:paraId="00000034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00000035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After the training starts, you can see the metrics using tensorboard.</w:t>
      </w:r>
      <w:r>
        <w:rPr>
          <w:color w:val="000000"/>
          <w:sz w:val="24"/>
          <w:szCs w:val="24"/>
        </w:rPr>
        <w:br/>
        <w:t xml:space="preserve">From the object_detection folder, run the following command </w:t>
      </w:r>
      <w:r>
        <w:rPr>
          <w:color w:val="000000"/>
          <w:sz w:val="24"/>
          <w:szCs w:val="24"/>
        </w:rPr>
        <w:br/>
        <w:t>tensorboard --logdir=training</w:t>
      </w:r>
    </w:p>
    <w:p w14:paraId="00000036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will open a localhost webpage. If this doesnot happen automatically, run localhost:6006 in Google Chrome.</w:t>
      </w:r>
    </w:p>
    <w:p w14:paraId="00000037" w14:textId="77777777" w:rsidR="005C6930" w:rsidRDefault="005C693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00000038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After you are satisfied with the training loss, interrupt the model using Ctrl+C.</w:t>
      </w:r>
      <w:r>
        <w:rPr>
          <w:color w:val="000000"/>
          <w:sz w:val="24"/>
          <w:szCs w:val="24"/>
        </w:rPr>
        <w:br/>
      </w:r>
    </w:p>
    <w:p w14:paraId="00000039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 the same command window, run the following command: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python export_inference_graph.py --input_type image_tensor --pipeline_config_path training/faster_rcnn_inception_v2_pets.config --trained_checkpoint_prefix training/model.ckpt-2425 --output_directory inference_graph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Note: The 2425 refers to the last epoch number before the model was freezed. This can be different in your case. Refer to the below screenshot.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lastRenderedPageBreak/>
        <w:drawing>
          <wp:inline distT="0" distB="0" distL="0" distR="0">
            <wp:extent cx="5943600" cy="3343275"/>
            <wp:effectExtent l="0" t="0" r="0" b="0"/>
            <wp:docPr id="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</w:r>
    </w:p>
    <w:p w14:paraId="0000003A" w14:textId="77777777" w:rsidR="005C6930" w:rsidRDefault="00292B8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Place the jupyter notebook provided in the object detection folder and change the following fields.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Cell #4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MODEL_NAME = 'inference_graph’</w:t>
      </w:r>
    </w:p>
    <w:p w14:paraId="0000003B" w14:textId="77777777" w:rsidR="005C6930" w:rsidRDefault="00292B8D">
      <w:pPr>
        <w:ind w:left="360" w:firstLine="360"/>
        <w:rPr>
          <w:sz w:val="24"/>
          <w:szCs w:val="24"/>
        </w:rPr>
      </w:pPr>
      <w:r>
        <w:rPr>
          <w:sz w:val="24"/>
          <w:szCs w:val="24"/>
        </w:rPr>
        <w:t>PATH_TO_FROZEN_GRAPH = MODEL_NAME + '/frozen_inference_graph.pb'</w:t>
      </w:r>
    </w:p>
    <w:p w14:paraId="0000003C" w14:textId="77777777" w:rsidR="005C6930" w:rsidRDefault="00292B8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PATH_TO_LABELS = 'training/labelmap.pbtxt'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lastRenderedPageBreak/>
        <w:drawing>
          <wp:inline distT="0" distB="0" distL="0" distR="0">
            <wp:extent cx="5943600" cy="3343275"/>
            <wp:effectExtent l="0" t="0" r="0" b="0"/>
            <wp:docPr id="2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Cell #30, give the path to the image to be tested.</w:t>
      </w:r>
    </w:p>
    <w:p w14:paraId="0000003D" w14:textId="77777777" w:rsidR="005C6930" w:rsidRDefault="00292B8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C693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77553CA"/>
    <w:multiLevelType w:val="multilevel"/>
    <w:tmpl w:val="82A0D1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6930"/>
    <w:rsid w:val="00175CED"/>
    <w:rsid w:val="00292B8D"/>
    <w:rsid w:val="00316A73"/>
    <w:rsid w:val="003E0118"/>
    <w:rsid w:val="004607A1"/>
    <w:rsid w:val="004847F4"/>
    <w:rsid w:val="004E126E"/>
    <w:rsid w:val="005C6930"/>
    <w:rsid w:val="007B2B79"/>
    <w:rsid w:val="008D2817"/>
    <w:rsid w:val="00A63945"/>
    <w:rsid w:val="00A76378"/>
    <w:rsid w:val="00AE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127B1"/>
  <w15:docId w15:val="{60742847-2DBA-4607-B351-22F972DF7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B802F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07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07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A0372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6A7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6A7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247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cocodataset/cocoapi.git%20" TargetMode="External"/><Relationship Id="rId18" Type="http://schemas.openxmlformats.org/officeDocument/2006/relationships/image" Target="media/image4.png"/><Relationship Id="rId26" Type="http://schemas.openxmlformats.org/officeDocument/2006/relationships/hyperlink" Target="http://faster_rcnn_inception_v2_pets.config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fontTable" Target="fontTable.xml"/><Relationship Id="rId7" Type="http://schemas.openxmlformats.org/officeDocument/2006/relationships/hyperlink" Target="https://gilberttanner.com/blog/train-a-mask-r-cnn-model-with-the-tensorflow-object-detection-api" TargetMode="External"/><Relationship Id="rId12" Type="http://schemas.openxmlformats.org/officeDocument/2006/relationships/hyperlink" Target="https://github.com/cocodataset/cocoapi.git%20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s://github.com/tzutalin/labelImg" TargetMode="External"/><Relationship Id="rId20" Type="http://schemas.openxmlformats.org/officeDocument/2006/relationships/image" Target="media/image6.png"/><Relationship Id="rId29" Type="http://schemas.openxmlformats.org/officeDocument/2006/relationships/hyperlink" Target="http://faster_rcnn_inception_v2_pets.config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matterport/Mask_RCNN" TargetMode="External"/><Relationship Id="rId11" Type="http://schemas.openxmlformats.org/officeDocument/2006/relationships/hyperlink" Target="https://github.com/tensorflow/models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https://tzutalin.github.io/labelImg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github.com/tensorflow/models/blob/master/research/object_detection/g3doc/detection_model_zoo.md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github.com/protocolbuffers/protobuf/release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3.png"/><Relationship Id="rId35" Type="http://schemas.openxmlformats.org/officeDocument/2006/relationships/theme" Target="theme/theme1.xml"/><Relationship Id="rId8" Type="http://schemas.openxmlformats.org/officeDocument/2006/relationships/hyperlink" Target="https://github.com/wkentaro/labelm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wDPhGbCNvEluooTTZpu0XalyRAg==">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13</Pages>
  <Words>1354</Words>
  <Characters>7718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 Kumar</dc:creator>
  <cp:lastModifiedBy>Jashjeet Madan</cp:lastModifiedBy>
  <cp:revision>3</cp:revision>
  <dcterms:created xsi:type="dcterms:W3CDTF">2020-05-03T04:38:00Z</dcterms:created>
  <dcterms:modified xsi:type="dcterms:W3CDTF">2020-08-14T21:19:00Z</dcterms:modified>
</cp:coreProperties>
</file>